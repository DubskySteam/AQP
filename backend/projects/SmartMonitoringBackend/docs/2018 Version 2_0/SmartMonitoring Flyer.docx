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F50433" w14:textId="77777777" w:rsidR="00D83624" w:rsidRPr="00EB044E" w:rsidRDefault="00D83624" w:rsidP="00D83624">
      <w:pPr>
        <w:pStyle w:val="berschrift1"/>
        <w:rPr>
          <w:b/>
          <w:rPrChange w:id="0" w:author="Grit Behrens" w:date="2018-03-08T17:16:00Z">
            <w:rPr/>
          </w:rPrChange>
        </w:rPr>
      </w:pPr>
      <w:proofErr w:type="spellStart"/>
      <w:r w:rsidRPr="00EB044E">
        <w:rPr>
          <w:b/>
          <w:rPrChange w:id="1" w:author="Grit Behrens" w:date="2018-03-08T17:16:00Z">
            <w:rPr/>
          </w:rPrChange>
        </w:rPr>
        <w:t>SmartMonitoring</w:t>
      </w:r>
      <w:proofErr w:type="spellEnd"/>
    </w:p>
    <w:p w14:paraId="78AEF510" w14:textId="77777777" w:rsidR="00D83624" w:rsidRDefault="00D83624" w:rsidP="00D83624"/>
    <w:p w14:paraId="6AFC4D2A" w14:textId="5EB44275" w:rsidR="00D83624" w:rsidRDefault="00D83624" w:rsidP="00D83624">
      <w:proofErr w:type="spellStart"/>
      <w:r>
        <w:t>SmartMonitoring</w:t>
      </w:r>
      <w:proofErr w:type="spellEnd"/>
      <w:r>
        <w:t xml:space="preserve"> ist </w:t>
      </w:r>
      <w:r w:rsidR="00EB044E">
        <w:t>ein</w:t>
      </w:r>
      <w:r>
        <w:t xml:space="preserve"> </w:t>
      </w:r>
      <w:r w:rsidR="00EB044E">
        <w:t xml:space="preserve">webbasiertes und datenbankgestütztes </w:t>
      </w:r>
      <w:proofErr w:type="spellStart"/>
      <w:r>
        <w:t>SoftwareSystem</w:t>
      </w:r>
      <w:proofErr w:type="spellEnd"/>
      <w:r>
        <w:t xml:space="preserve"> zur Organisation von Messgeräten, Speicherung der Messwerte und </w:t>
      </w:r>
      <w:r w:rsidR="00EB044E">
        <w:t xml:space="preserve">zur </w:t>
      </w:r>
      <w:r>
        <w:t>Daten</w:t>
      </w:r>
      <w:r w:rsidR="00EB044E">
        <w:t>analyse</w:t>
      </w:r>
      <w:r>
        <w:t>.</w:t>
      </w:r>
    </w:p>
    <w:p w14:paraId="6C2922E4" w14:textId="77777777" w:rsidR="00D83624" w:rsidRPr="00EB044E" w:rsidDel="00EB044E" w:rsidRDefault="00D83624" w:rsidP="00D83624">
      <w:pPr>
        <w:pStyle w:val="berschrift2"/>
        <w:rPr>
          <w:del w:id="2" w:author="Grit Behrens" w:date="2018-03-08T17:17:00Z"/>
          <w:b/>
          <w:rPrChange w:id="3" w:author="Grit Behrens" w:date="2018-03-08T17:17:00Z">
            <w:rPr>
              <w:del w:id="4" w:author="Grit Behrens" w:date="2018-03-08T17:17:00Z"/>
            </w:rPr>
          </w:rPrChange>
        </w:rPr>
      </w:pPr>
      <w:r w:rsidRPr="00EB044E">
        <w:rPr>
          <w:b/>
          <w:rPrChange w:id="5" w:author="Grit Behrens" w:date="2018-03-08T17:17:00Z">
            <w:rPr/>
          </w:rPrChange>
        </w:rPr>
        <w:t>Messgeräte spezifizieren</w:t>
      </w:r>
    </w:p>
    <w:p w14:paraId="012C6E8E" w14:textId="77777777" w:rsidR="00D83624" w:rsidRDefault="00D83624">
      <w:pPr>
        <w:pStyle w:val="berschrift2"/>
        <w:pPrChange w:id="6" w:author="Grit Behrens" w:date="2018-03-08T17:17:00Z">
          <w:pPr/>
        </w:pPrChange>
      </w:pPr>
    </w:p>
    <w:p w14:paraId="2099FC74" w14:textId="77777777" w:rsidR="00D83624" w:rsidRDefault="00EB044E" w:rsidP="00D83624">
      <w:r>
        <w:t xml:space="preserve">Smart Monitoring kann schnell für neue Geräte und Sensordatentypen genutzt werden. </w:t>
      </w:r>
      <w:r w:rsidR="00D83624">
        <w:t xml:space="preserve">Dank </w:t>
      </w:r>
      <w:r>
        <w:t>der SW-Technologie „</w:t>
      </w:r>
      <w:proofErr w:type="spellStart"/>
      <w:r w:rsidR="00D83624">
        <w:t>Templateing</w:t>
      </w:r>
      <w:proofErr w:type="spellEnd"/>
      <w:r>
        <w:t>“</w:t>
      </w:r>
      <w:r w:rsidR="00D83624">
        <w:t xml:space="preserve"> ist es einfach, neue Geräteklassen zu spezifizieren</w:t>
      </w:r>
      <w:r>
        <w:t xml:space="preserve"> und das System modular zu nutzen</w:t>
      </w:r>
      <w:r w:rsidR="00D83624">
        <w:t>. Aus beliebig definierbaren Typen von Messwerten können einfach und schnell Klassen von Messgeräten erstellt werden.</w:t>
      </w:r>
    </w:p>
    <w:p w14:paraId="4E76B0D4" w14:textId="77777777" w:rsidR="00D83624" w:rsidRDefault="00D83624" w:rsidP="00D83624">
      <w:r>
        <w:t xml:space="preserve">Beispielsweise lässt sich aus den </w:t>
      </w:r>
      <w:proofErr w:type="spellStart"/>
      <w:r>
        <w:t>Messwertypen</w:t>
      </w:r>
      <w:proofErr w:type="spellEnd"/>
      <w:r>
        <w:t xml:space="preserve"> Temperatur, Luftfeuchtigkeit und Luftdruck ein kombinierter Sensor zusammenstellen. Die gleichen </w:t>
      </w:r>
      <w:proofErr w:type="spellStart"/>
      <w:r>
        <w:t>Messwertypen</w:t>
      </w:r>
      <w:proofErr w:type="spellEnd"/>
      <w:r>
        <w:t xml:space="preserve"> können in anderen Geräten wiederverwendet werden, so das auch semantische Zusammenhänge erfasst werden.</w:t>
      </w:r>
    </w:p>
    <w:p w14:paraId="3A6A8D52" w14:textId="77777777" w:rsidR="00D83624" w:rsidRDefault="00D83624" w:rsidP="00D83624"/>
    <w:p w14:paraId="24BC4BEC" w14:textId="7FA2CFC8" w:rsidR="00D83624" w:rsidRDefault="00156F64" w:rsidP="00D83624">
      <w:r>
        <w:rPr>
          <w:noProof/>
          <w:lang w:eastAsia="de-DE"/>
        </w:rPr>
        <w:drawing>
          <wp:inline distT="0" distB="0" distL="0" distR="0" wp14:anchorId="351D8F5F" wp14:editId="0B0FFE7E">
            <wp:extent cx="5762625" cy="2933700"/>
            <wp:effectExtent l="0" t="0" r="9525" b="0"/>
            <wp:docPr id="12" name="Bild 1" descr="2_0_Template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0_TemplateAdmi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5AFF" w14:textId="77777777" w:rsidR="00D83624" w:rsidRDefault="00D83624" w:rsidP="00D83624"/>
    <w:p w14:paraId="6FE4E6AA" w14:textId="77777777" w:rsidR="00D83624" w:rsidRPr="00EB044E" w:rsidRDefault="00D83624" w:rsidP="00D83624">
      <w:pPr>
        <w:pStyle w:val="berschrift2"/>
        <w:rPr>
          <w:b/>
          <w:rPrChange w:id="7" w:author="Grit Behrens" w:date="2018-03-08T17:19:00Z">
            <w:rPr/>
          </w:rPrChange>
        </w:rPr>
      </w:pPr>
      <w:r w:rsidRPr="00EB044E">
        <w:rPr>
          <w:b/>
          <w:rPrChange w:id="8" w:author="Grit Behrens" w:date="2018-03-08T17:19:00Z">
            <w:rPr/>
          </w:rPrChange>
        </w:rPr>
        <w:t>Messgeräte organisieren</w:t>
      </w:r>
    </w:p>
    <w:p w14:paraId="3B71F587" w14:textId="77777777" w:rsidR="00D83624" w:rsidRDefault="00D83624" w:rsidP="00D83624"/>
    <w:p w14:paraId="1DE519EE" w14:textId="77777777" w:rsidR="00D83624" w:rsidRDefault="00D83624" w:rsidP="00D83624">
      <w:r>
        <w:t>Aus einer Messgeräteklasse können beliebig viele Messgeräte angelegt werden. Die Messgeräte lassen sich in einer Hierarchie anordnen. So dass es mit wenig Aufwand möglich ist</w:t>
      </w:r>
      <w:ins w:id="9" w:author="Grit Behrens" w:date="2018-03-08T17:19:00Z">
        <w:r w:rsidR="00EB044E">
          <w:t>,</w:t>
        </w:r>
      </w:ins>
      <w:r>
        <w:t xml:space="preserve"> Gegebenheiten vor Ort auch graphisch leicht erfassbar abzubilden. </w:t>
      </w:r>
    </w:p>
    <w:p w14:paraId="792089C9" w14:textId="77777777" w:rsidR="00D83624" w:rsidRDefault="00D83624" w:rsidP="00D83624">
      <w:r>
        <w:t xml:space="preserve">Beispielsweise lassen sich </w:t>
      </w:r>
      <w:r w:rsidR="00EB044E">
        <w:t xml:space="preserve">in so einer Hierarchie </w:t>
      </w:r>
      <w:r>
        <w:t>PV-Module zu Strings und Strings zu Wechselrichtern und Wechselrichter zu Anlagen zuordnen</w:t>
      </w:r>
      <w:r w:rsidR="00EB044E">
        <w:t>, so dass die Architektur der Anlage abgebildet werden kann</w:t>
      </w:r>
      <w:r>
        <w:t>.</w:t>
      </w:r>
    </w:p>
    <w:p w14:paraId="7052EB6A" w14:textId="77777777" w:rsidR="00D83624" w:rsidRDefault="00D83624" w:rsidP="00D83624"/>
    <w:p w14:paraId="381E240A" w14:textId="3E1D82F8" w:rsidR="00D83624" w:rsidRDefault="00156F64" w:rsidP="00D83624">
      <w:r>
        <w:rPr>
          <w:noProof/>
          <w:lang w:eastAsia="de-DE"/>
        </w:rPr>
        <w:lastRenderedPageBreak/>
        <w:drawing>
          <wp:inline distT="0" distB="0" distL="0" distR="0" wp14:anchorId="4A1201C8" wp14:editId="31E876AC">
            <wp:extent cx="5743575" cy="2162175"/>
            <wp:effectExtent l="0" t="0" r="9525" b="9525"/>
            <wp:docPr id="11" name="Bild 2" descr="2_0_Object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_0_ObjectVie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6813" w14:textId="77777777" w:rsidR="00D83624" w:rsidRDefault="00D83624" w:rsidP="00D83624">
      <w:pPr>
        <w:pStyle w:val="berschrift2"/>
      </w:pPr>
      <w:r>
        <w:t>Lokalisierung von Messgeräten</w:t>
      </w:r>
    </w:p>
    <w:p w14:paraId="3BFA95F1" w14:textId="77777777" w:rsidR="00D83624" w:rsidRDefault="00D83624" w:rsidP="00D83624"/>
    <w:p w14:paraId="17570DE7" w14:textId="77777777" w:rsidR="00D83624" w:rsidRDefault="00D83624" w:rsidP="00D83624">
      <w:r>
        <w:t>Jedes Messgerät und jede Organisationseinheit kann geographisch genau lokalisiert werden. Alle Geräte sind auf einer Karte darstellbar. Auf der Karte können Zusatzinformationen dargestellt werden.</w:t>
      </w:r>
    </w:p>
    <w:p w14:paraId="01BD181C" w14:textId="77777777" w:rsidR="00D83624" w:rsidRDefault="00D83624" w:rsidP="00D83624">
      <w:r>
        <w:t xml:space="preserve">So lassen sich z.B. auch die </w:t>
      </w:r>
      <w:proofErr w:type="spellStart"/>
      <w:r>
        <w:t>Stati</w:t>
      </w:r>
      <w:proofErr w:type="spellEnd"/>
      <w:r>
        <w:t xml:space="preserve"> aller PV-Module auf einer Karte darstellen um schnell defekte Module ausfindig zu machen.</w:t>
      </w:r>
    </w:p>
    <w:p w14:paraId="4E529EB2" w14:textId="77777777" w:rsidR="00D83624" w:rsidRDefault="00D83624" w:rsidP="00D83624">
      <w:r>
        <w:rPr>
          <w:noProof/>
          <w:lang w:eastAsia="de-DE"/>
        </w:rPr>
        <w:drawing>
          <wp:inline distT="0" distB="0" distL="0" distR="0" wp14:anchorId="2FDB406E" wp14:editId="09438F96">
            <wp:extent cx="5750560" cy="2854325"/>
            <wp:effectExtent l="0" t="0" r="2540" b="3175"/>
            <wp:docPr id="1" name="Grafik 1" descr="C:\Users\ffehring\AppData\Local\Microsoft\Windows\INetCache\Content.Word\2_0_Dashboard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fehring\AppData\Local\Microsoft\Windows\INetCache\Content.Word\2_0_DashboardMa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EF92B" w14:textId="77777777" w:rsidR="00D83624" w:rsidRDefault="00D83624" w:rsidP="00D83624"/>
    <w:p w14:paraId="37C9C3AF" w14:textId="77777777" w:rsidR="00D83624" w:rsidRDefault="00D83624" w:rsidP="00D83624">
      <w:pPr>
        <w:pStyle w:val="berschrift2"/>
      </w:pPr>
      <w:r>
        <w:t>Messwerte erfassen</w:t>
      </w:r>
    </w:p>
    <w:p w14:paraId="5264DAFA" w14:textId="77777777" w:rsidR="00D83624" w:rsidRDefault="00D83624" w:rsidP="00D83624"/>
    <w:p w14:paraId="023190D3" w14:textId="77777777" w:rsidR="00D83624" w:rsidRDefault="00D83624" w:rsidP="00D83624">
      <w:r>
        <w:t xml:space="preserve">Messwerte können sowohl über eine REST-konforme Schnittstelle als auch über einen </w:t>
      </w:r>
      <w:proofErr w:type="spellStart"/>
      <w:r>
        <w:t>Importer</w:t>
      </w:r>
      <w:proofErr w:type="spellEnd"/>
      <w:r>
        <w:t xml:space="preserve"> in das </w:t>
      </w:r>
      <w:proofErr w:type="spellStart"/>
      <w:r>
        <w:t>SmartMonitoring</w:t>
      </w:r>
      <w:proofErr w:type="spellEnd"/>
      <w:r>
        <w:t xml:space="preserve"> erfasst werden. Die REST-Schnittstelle kann genutzt werden</w:t>
      </w:r>
      <w:ins w:id="10" w:author="Grit Behrens" w:date="2018-03-08T17:22:00Z">
        <w:r w:rsidR="00EB044E">
          <w:t>,</w:t>
        </w:r>
      </w:ins>
      <w:r>
        <w:t xml:space="preserve"> um Daten live von einem Sensor zu empfangen. Der </w:t>
      </w:r>
      <w:proofErr w:type="spellStart"/>
      <w:r>
        <w:t>Importer</w:t>
      </w:r>
      <w:proofErr w:type="spellEnd"/>
      <w:r>
        <w:t xml:space="preserve"> ist in der </w:t>
      </w:r>
      <w:ins w:id="11" w:author="Grit Behrens" w:date="2018-03-08T17:22:00Z">
        <w:r w:rsidR="00EB044E">
          <w:t>L</w:t>
        </w:r>
      </w:ins>
      <w:del w:id="12" w:author="Grit Behrens" w:date="2018-03-08T17:22:00Z">
        <w:r w:rsidDel="00EB044E">
          <w:delText>l</w:delText>
        </w:r>
      </w:del>
      <w:r>
        <w:t>age auch ältere, umfangreichere oder nur in zusammengefasster Form (</w:t>
      </w:r>
      <w:r w:rsidR="00EB044E">
        <w:t xml:space="preserve">unterschiedliche zeitliche Auflösungen der Messreihen, </w:t>
      </w:r>
      <w:r>
        <w:t>z.B. eine Datendatei je Stunde) effizient zu erfassen und in die Datenbank zu speichern.</w:t>
      </w:r>
    </w:p>
    <w:p w14:paraId="428DA6A0" w14:textId="77777777" w:rsidR="00D83624" w:rsidRDefault="00D83624" w:rsidP="00D83624"/>
    <w:p w14:paraId="4F3E15E7" w14:textId="44665D64" w:rsidR="00D83624" w:rsidRDefault="00D83624" w:rsidP="00D83624">
      <w:r>
        <w:lastRenderedPageBreak/>
        <w:t xml:space="preserve">Die REST-Schnittstelle kann ohne weiteren Konfigurationsaufwand Daten für jedes beliebige im </w:t>
      </w:r>
      <w:proofErr w:type="spellStart"/>
      <w:r>
        <w:t>SmartMonitoring</w:t>
      </w:r>
      <w:proofErr w:type="spellEnd"/>
      <w:r>
        <w:t xml:space="preserve"> angelegte Messgerät verarbeiten. Der </w:t>
      </w:r>
      <w:proofErr w:type="spellStart"/>
      <w:r>
        <w:t>Importer</w:t>
      </w:r>
      <w:proofErr w:type="spellEnd"/>
      <w:r>
        <w:t xml:space="preserve"> kann durch ein </w:t>
      </w:r>
      <w:proofErr w:type="spellStart"/>
      <w:r>
        <w:t>Plugin</w:t>
      </w:r>
      <w:proofErr w:type="spellEnd"/>
      <w:r>
        <w:t>-Konzept leicht erweitert werden um neue Dateiformate zu verarbeiten.</w:t>
      </w:r>
    </w:p>
    <w:p w14:paraId="1BDB1E3B" w14:textId="77777777" w:rsidR="00D83624" w:rsidDel="00EB044E" w:rsidRDefault="00D83624" w:rsidP="00D83624">
      <w:pPr>
        <w:pStyle w:val="berschrift2"/>
        <w:rPr>
          <w:del w:id="13" w:author="Grit Behrens" w:date="2018-03-08T17:24:00Z"/>
        </w:rPr>
      </w:pPr>
      <w:r>
        <w:t>Datenvisualisierung</w:t>
      </w:r>
    </w:p>
    <w:p w14:paraId="402372B5" w14:textId="77777777" w:rsidR="00D83624" w:rsidRDefault="00D83624">
      <w:pPr>
        <w:pStyle w:val="berschrift2"/>
        <w:pPrChange w:id="14" w:author="Grit Behrens" w:date="2018-03-08T17:24:00Z">
          <w:pPr/>
        </w:pPrChange>
      </w:pPr>
    </w:p>
    <w:p w14:paraId="2AF46937" w14:textId="77777777" w:rsidR="00D83624" w:rsidRDefault="00D83624" w:rsidP="00D83624">
      <w:r>
        <w:t>Gesammelte Messwerte können in einer Reihe von Diagrammen visualisiert werden. Dabei können nicht nur die D</w:t>
      </w:r>
      <w:ins w:id="15" w:author="Grit Behrens" w:date="2018-03-08T17:24:00Z">
        <w:r w:rsidR="00EB044E">
          <w:t>a</w:t>
        </w:r>
      </w:ins>
      <w:r>
        <w:t xml:space="preserve">ten eines Messgerätes </w:t>
      </w:r>
      <w:proofErr w:type="gramStart"/>
      <w:r>
        <w:t>zur Zeit</w:t>
      </w:r>
      <w:proofErr w:type="gramEnd"/>
      <w:r>
        <w:t xml:space="preserve"> dargestellt werden, es ist auch möglich</w:t>
      </w:r>
      <w:ins w:id="16" w:author="Grit Behrens" w:date="2018-03-08T17:24:00Z">
        <w:r w:rsidR="00EB044E">
          <w:t>,</w:t>
        </w:r>
      </w:ins>
      <w:r>
        <w:t xml:space="preserve"> Daten unterschiedlicher Messgeräte gemeinsam zu visualisieren um so direkte Vergleiche ziehen zu können.</w:t>
      </w:r>
    </w:p>
    <w:p w14:paraId="7D752630" w14:textId="4D5490DC" w:rsidR="00D83624" w:rsidRDefault="00156F64" w:rsidP="00D83624">
      <w:r>
        <w:rPr>
          <w:noProof/>
          <w:lang w:eastAsia="de-DE"/>
        </w:rPr>
        <w:drawing>
          <wp:inline distT="0" distB="0" distL="0" distR="0" wp14:anchorId="7FE815E0" wp14:editId="2DFFE72E">
            <wp:extent cx="5772150" cy="2838450"/>
            <wp:effectExtent l="0" t="0" r="0" b="0"/>
            <wp:docPr id="10" name="Bild 3" descr="2_0_DataVisualis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_0_DataVisualisa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FD05" w14:textId="77777777" w:rsidR="00D83624" w:rsidRDefault="00D83624" w:rsidP="00D83624">
      <w:pPr>
        <w:pStyle w:val="berschrift2"/>
      </w:pPr>
      <w:r>
        <w:t>Medienverwaltung</w:t>
      </w:r>
    </w:p>
    <w:p w14:paraId="48656CC7" w14:textId="77777777" w:rsidR="00D83624" w:rsidRDefault="00D83624" w:rsidP="00D83624">
      <w:pPr>
        <w:spacing w:line="240" w:lineRule="auto"/>
      </w:pPr>
    </w:p>
    <w:p w14:paraId="760ADE77" w14:textId="77777777" w:rsidR="00D83624" w:rsidRDefault="00D83624" w:rsidP="00D83624">
      <w:pPr>
        <w:spacing w:line="240" w:lineRule="auto"/>
      </w:pPr>
      <w:r>
        <w:t>Zu allen Geräten können Bilder, Videos und 3D-Modelle zugeordnet werden. In Medien können Markierungen gesetzt und Kommentare hinterlassen werden.</w:t>
      </w:r>
    </w:p>
    <w:p w14:paraId="1A0562B6" w14:textId="77777777" w:rsidR="00D83624" w:rsidRDefault="00D83624" w:rsidP="00D83624">
      <w:pPr>
        <w:spacing w:line="240" w:lineRule="auto"/>
      </w:pPr>
      <w:r>
        <w:t xml:space="preserve">Somit können z.B. auf </w:t>
      </w:r>
      <w:r w:rsidR="00EB044E">
        <w:t>Thermographie-</w:t>
      </w:r>
      <w:r>
        <w:t>Bilder</w:t>
      </w:r>
      <w:r w:rsidR="00EB044E">
        <w:t>n</w:t>
      </w:r>
      <w:r>
        <w:t xml:space="preserve"> von PV-Modulen beschädigte Stellen markiert werden.</w:t>
      </w:r>
    </w:p>
    <w:p w14:paraId="5BA88DBF" w14:textId="02EAF3AA" w:rsidR="00D83624" w:rsidRDefault="00156F64" w:rsidP="00D83624">
      <w:r>
        <w:rPr>
          <w:noProof/>
          <w:lang w:eastAsia="de-DE"/>
        </w:rPr>
        <w:drawing>
          <wp:inline distT="0" distB="0" distL="0" distR="0" wp14:anchorId="059C2EE9" wp14:editId="34A3972A">
            <wp:extent cx="5762625" cy="2876550"/>
            <wp:effectExtent l="0" t="0" r="9525" b="0"/>
            <wp:docPr id="9" name="Bild 4" descr="2_0_MediaMa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_0_MediaMarki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2C9FA" w14:textId="77777777" w:rsidR="00D83624" w:rsidRDefault="00D83624" w:rsidP="00D83624">
      <w:pPr>
        <w:pStyle w:val="berschrift2"/>
      </w:pPr>
      <w:r>
        <w:lastRenderedPageBreak/>
        <w:t>Gute Skalierbarkeit</w:t>
      </w:r>
    </w:p>
    <w:p w14:paraId="3F1B63BF" w14:textId="77777777" w:rsidR="00D83624" w:rsidRDefault="00D83624" w:rsidP="00D83624"/>
    <w:p w14:paraId="18CE6DD5" w14:textId="77777777" w:rsidR="00D83624" w:rsidRDefault="00D83624" w:rsidP="00D83624">
      <w:r>
        <w:t xml:space="preserve">Das </w:t>
      </w:r>
      <w:proofErr w:type="spellStart"/>
      <w:r>
        <w:t>SmartMonitoring</w:t>
      </w:r>
      <w:proofErr w:type="spellEnd"/>
      <w:r>
        <w:t xml:space="preserve"> ist sowohl auf Low-End-Geräten</w:t>
      </w:r>
      <w:ins w:id="17" w:author="Grit Behrens" w:date="2018-03-08T17:25:00Z">
        <w:r w:rsidR="00EB044E">
          <w:t>,</w:t>
        </w:r>
      </w:ins>
      <w:r>
        <w:t xml:space="preserve"> wie dem </w:t>
      </w:r>
      <w:proofErr w:type="spellStart"/>
      <w:r>
        <w:t>RaspberryPi</w:t>
      </w:r>
      <w:proofErr w:type="spellEnd"/>
      <w:r>
        <w:t xml:space="preserve"> als auch auf High-End-Servern lauffähig.</w:t>
      </w:r>
    </w:p>
    <w:p w14:paraId="425836E1" w14:textId="77777777" w:rsidR="00D83624" w:rsidRDefault="00D83624" w:rsidP="00D83624">
      <w:pPr>
        <w:pStyle w:val="berschrift2"/>
      </w:pPr>
      <w:r>
        <w:t>Datenaustausch</w:t>
      </w:r>
    </w:p>
    <w:p w14:paraId="4D3E3FE9" w14:textId="77777777" w:rsidR="00D83624" w:rsidRDefault="00D83624" w:rsidP="00D83624"/>
    <w:p w14:paraId="6826B63E" w14:textId="77777777" w:rsidR="00D83624" w:rsidRDefault="00D83624" w:rsidP="00D83624">
      <w:r>
        <w:t xml:space="preserve">Verschiedene </w:t>
      </w:r>
      <w:proofErr w:type="spellStart"/>
      <w:r>
        <w:t>SmartMonitoring</w:t>
      </w:r>
      <w:proofErr w:type="spellEnd"/>
      <w:r>
        <w:t xml:space="preserve"> Instanzen können Daten untereinander in regelmäßigen Abständen austauschen. Der Datenaustausch ist verschlüsselt möglich.</w:t>
      </w:r>
      <w:r w:rsidR="00EB044E">
        <w:t xml:space="preserve"> Die </w:t>
      </w:r>
      <w:proofErr w:type="spellStart"/>
      <w:r w:rsidR="00EB044E">
        <w:t>Verschlüsselungsalgorithmik</w:t>
      </w:r>
      <w:proofErr w:type="spellEnd"/>
      <w:r w:rsidR="00EB044E">
        <w:t xml:space="preserve"> genügt strengsten </w:t>
      </w:r>
      <w:r w:rsidR="00C36853">
        <w:t xml:space="preserve">Anforderungen an den </w:t>
      </w:r>
      <w:r w:rsidR="00EB044E">
        <w:t>Datenschutz</w:t>
      </w:r>
      <w:r w:rsidR="00C36853">
        <w:t xml:space="preserve"> und ist zukunftssicher auch im Hinblick auf die </w:t>
      </w:r>
      <w:proofErr w:type="spellStart"/>
      <w:r w:rsidR="00C36853">
        <w:t>Nutzug</w:t>
      </w:r>
      <w:proofErr w:type="spellEnd"/>
      <w:r w:rsidR="00C36853">
        <w:t xml:space="preserve"> immer schnellerer Rechentechnik bis hin zum theoretisch benutzten Quantencomputer.</w:t>
      </w:r>
    </w:p>
    <w:p w14:paraId="302A583E" w14:textId="77777777" w:rsidR="00D83624" w:rsidRDefault="00D83624" w:rsidP="00D83624">
      <w:r>
        <w:t>Damit ist z.B. die Übertragung der Messwerte von dezentralen Erfassungsstellen zu einer zentralen Instanz möglich.</w:t>
      </w:r>
    </w:p>
    <w:p w14:paraId="638815B1" w14:textId="77777777" w:rsidR="00D83624" w:rsidRDefault="00D83624" w:rsidP="00D83624"/>
    <w:p w14:paraId="76B518F7" w14:textId="77777777" w:rsidR="00D83624" w:rsidRDefault="00D83624" w:rsidP="00D83624">
      <w:pPr>
        <w:pStyle w:val="berschrift2"/>
      </w:pPr>
      <w:r>
        <w:t>Softwarestruktur</w:t>
      </w:r>
    </w:p>
    <w:p w14:paraId="1C8BAAA0" w14:textId="6A88A3A1" w:rsidR="00EB044E" w:rsidRDefault="00156F64">
      <w:r>
        <w:rPr>
          <w:noProof/>
          <w:lang w:eastAsia="de-DE"/>
        </w:rPr>
        <w:drawing>
          <wp:inline distT="0" distB="0" distL="0" distR="0" wp14:anchorId="53C04FEC" wp14:editId="19D3B9B9">
            <wp:extent cx="5743575" cy="2628900"/>
            <wp:effectExtent l="0" t="0" r="9525" b="0"/>
            <wp:docPr id="8" name="Bild 5" descr="2_0_Komponentendiagra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_0_Komponentendiagram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4A5A" w14:textId="4DC82A86" w:rsidR="00F84587" w:rsidRDefault="00F84587"/>
    <w:p w14:paraId="131429A1" w14:textId="078DBBE4" w:rsidR="00F84587" w:rsidRDefault="00F84587">
      <w:r>
        <w:br w:type="page"/>
      </w:r>
    </w:p>
    <w:p w14:paraId="636DC85B" w14:textId="63E1D241" w:rsidR="00F84587" w:rsidRDefault="00F84587" w:rsidP="00F84587">
      <w:pPr>
        <w:pStyle w:val="berschrift1"/>
      </w:pPr>
      <w:proofErr w:type="spellStart"/>
      <w:r>
        <w:lastRenderedPageBreak/>
        <w:t>SmartMonitoring</w:t>
      </w:r>
      <w:proofErr w:type="spellEnd"/>
      <w:r>
        <w:t xml:space="preserve"> – Messsystem</w:t>
      </w:r>
    </w:p>
    <w:p w14:paraId="0E3E44A4" w14:textId="1959A765" w:rsidR="00F84587" w:rsidRDefault="00F84587"/>
    <w:p w14:paraId="713AEAFE" w14:textId="403AA2BE" w:rsidR="00F84587" w:rsidRDefault="00F84587">
      <w:r>
        <w:t xml:space="preserve">Das </w:t>
      </w:r>
      <w:proofErr w:type="spellStart"/>
      <w:r>
        <w:t>SmartMonitoring</w:t>
      </w:r>
      <w:proofErr w:type="spellEnd"/>
      <w:r>
        <w:t xml:space="preserve"> Messsystem stellt die günstige Hardwarebasis für einfache, wie komplexe Messaufbauten dar.</w:t>
      </w:r>
    </w:p>
    <w:p w14:paraId="5DDF73E7" w14:textId="33995F5B" w:rsidR="002423AD" w:rsidRDefault="002423AD" w:rsidP="002423AD">
      <w:pPr>
        <w:pStyle w:val="berschrift2"/>
      </w:pPr>
      <w:r>
        <w:t>Kompakte Basis</w:t>
      </w:r>
    </w:p>
    <w:p w14:paraId="1DEBE4ED" w14:textId="7DBA1AC8" w:rsidR="002423AD" w:rsidRDefault="002423AD" w:rsidP="002423AD"/>
    <w:p w14:paraId="0065FE4F" w14:textId="197D27A3" w:rsidR="002423AD" w:rsidRDefault="002423AD" w:rsidP="002423AD">
      <w:r>
        <w:t xml:space="preserve">Als Basis dient ein </w:t>
      </w:r>
      <w:proofErr w:type="spellStart"/>
      <w:r>
        <w:t>RapsberryPi</w:t>
      </w:r>
      <w:proofErr w:type="spellEnd"/>
      <w:r>
        <w:t xml:space="preserve">®, auf dem die </w:t>
      </w:r>
      <w:proofErr w:type="spellStart"/>
      <w:r>
        <w:t>SmartMonitoring</w:t>
      </w:r>
      <w:proofErr w:type="spellEnd"/>
      <w:r>
        <w:t xml:space="preserve"> Software zusammen mit der notwendigen Software für die Sensoransteuerung residiert.</w:t>
      </w:r>
    </w:p>
    <w:p w14:paraId="63D9D053" w14:textId="5253B34A" w:rsidR="002423AD" w:rsidRDefault="002423AD" w:rsidP="002423AD">
      <w:pPr>
        <w:keepNext/>
      </w:pPr>
      <w:r>
        <w:rPr>
          <w:noProof/>
          <w:lang w:eastAsia="de-DE"/>
        </w:rPr>
        <w:drawing>
          <wp:inline distT="0" distB="0" distL="0" distR="0" wp14:anchorId="5AF6222C" wp14:editId="3A3ABE68">
            <wp:extent cx="5038725" cy="2831680"/>
            <wp:effectExtent l="0" t="0" r="0" b="6985"/>
            <wp:docPr id="3" name="Grafik 3" descr="C:\Users\ffehring\AppData\Local\Microsoft\Windows\INetCache\Content.Word\IMG_20180608_115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fehring\AppData\Local\Microsoft\Windows\INetCache\Content.Word\IMG_20180608_11533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146" cy="283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DFC3" w14:textId="526AE911" w:rsidR="002423AD" w:rsidRDefault="002423AD" w:rsidP="002423A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725425">
        <w:rPr>
          <w:noProof/>
        </w:rPr>
        <w:t>1</w:t>
      </w:r>
      <w:r>
        <w:fldChar w:fldCharType="end"/>
      </w:r>
      <w:r>
        <w:t xml:space="preserve">: </w:t>
      </w:r>
      <w:proofErr w:type="spellStart"/>
      <w:r>
        <w:t>Rapsberry</w:t>
      </w:r>
      <w:proofErr w:type="spellEnd"/>
      <w:r>
        <w:t>-Pi</w:t>
      </w:r>
    </w:p>
    <w:p w14:paraId="19AA1B60" w14:textId="137FF9AD" w:rsidR="002423AD" w:rsidRDefault="002423AD" w:rsidP="002423AD">
      <w:r>
        <w:t xml:space="preserve">Für das Userinterface wird ein 7“ Touchscreen verwendet. Damit besteht die Möglichkeit Messwerte zu visualisieren und unkompliziert die Benutzer um Eingaben zu bitten. </w:t>
      </w:r>
    </w:p>
    <w:p w14:paraId="2DE8FC0E" w14:textId="6F3BFCE8" w:rsidR="002423AD" w:rsidRDefault="002423AD" w:rsidP="002423AD">
      <w:pPr>
        <w:keepNext/>
      </w:pPr>
      <w:r>
        <w:rPr>
          <w:noProof/>
          <w:lang w:eastAsia="de-DE"/>
        </w:rPr>
        <w:drawing>
          <wp:inline distT="0" distB="0" distL="0" distR="0" wp14:anchorId="2F89C681" wp14:editId="4F58071F">
            <wp:extent cx="5067300" cy="2847739"/>
            <wp:effectExtent l="0" t="0" r="0" b="0"/>
            <wp:docPr id="2" name="Grafik 2" descr="C:\Users\ffehring\AppData\Local\Microsoft\Windows\INetCache\Content.Word\IMG_20180608_115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fehring\AppData\Local\Microsoft\Windows\INetCache\Content.Word\IMG_20180608_11541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456" cy="285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782E" w14:textId="334EBCC8" w:rsidR="002423AD" w:rsidRPr="005910F7" w:rsidRDefault="002423AD" w:rsidP="002423A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725425">
        <w:rPr>
          <w:noProof/>
        </w:rPr>
        <w:t>2</w:t>
      </w:r>
      <w:r>
        <w:fldChar w:fldCharType="end"/>
      </w:r>
      <w:r>
        <w:t xml:space="preserve">: </w:t>
      </w:r>
      <w:proofErr w:type="spellStart"/>
      <w:r>
        <w:t>SmartMonitoring</w:t>
      </w:r>
      <w:proofErr w:type="spellEnd"/>
      <w:r>
        <w:t xml:space="preserve"> Bildschirm</w:t>
      </w:r>
    </w:p>
    <w:p w14:paraId="23703EA3" w14:textId="7414A7A3" w:rsidR="00F84587" w:rsidRDefault="00F84587" w:rsidP="00F84587">
      <w:pPr>
        <w:pStyle w:val="berschrift2"/>
      </w:pPr>
      <w:r>
        <w:lastRenderedPageBreak/>
        <w:t>Flexibel für alle Fälle</w:t>
      </w:r>
    </w:p>
    <w:p w14:paraId="7B94E2E9" w14:textId="77777777" w:rsidR="005910F7" w:rsidRDefault="005910F7"/>
    <w:p w14:paraId="274A9F04" w14:textId="22E8975F" w:rsidR="005910F7" w:rsidRDefault="005910F7">
      <w:r>
        <w:t xml:space="preserve">Durch die Verwendung des </w:t>
      </w:r>
      <w:proofErr w:type="spellStart"/>
      <w:r>
        <w:t>SmartMonitoring</w:t>
      </w:r>
      <w:proofErr w:type="spellEnd"/>
      <w:r>
        <w:t xml:space="preserve"> Softwaresystems können flexibel Sensoren hinzugefügt werden. </w:t>
      </w:r>
      <w:r w:rsidR="002423AD">
        <w:t>Derzeit werden folgende Sensoren verwendet:</w:t>
      </w:r>
    </w:p>
    <w:p w14:paraId="15D80B1E" w14:textId="77777777" w:rsidR="00256757" w:rsidRDefault="002423AD" w:rsidP="002423AD">
      <w:pPr>
        <w:pStyle w:val="Listenabsatz"/>
        <w:numPr>
          <w:ilvl w:val="0"/>
          <w:numId w:val="1"/>
        </w:numPr>
      </w:pPr>
      <w:r>
        <w:t>Temperatursensoren</w:t>
      </w:r>
    </w:p>
    <w:p w14:paraId="4F398709" w14:textId="5D53B1E8" w:rsidR="002423AD" w:rsidRDefault="00256757" w:rsidP="00256757">
      <w:pPr>
        <w:pStyle w:val="Listenabsatz"/>
        <w:numPr>
          <w:ilvl w:val="1"/>
          <w:numId w:val="1"/>
        </w:numPr>
      </w:pPr>
      <w:r>
        <w:t>Messen die</w:t>
      </w:r>
      <w:r w:rsidR="002423AD">
        <w:t xml:space="preserve"> Raumte</w:t>
      </w:r>
      <w:r>
        <w:t>mperatur und Heizungstemperatur</w:t>
      </w:r>
    </w:p>
    <w:p w14:paraId="2E4E5DC0" w14:textId="3BAC76C5" w:rsidR="00256757" w:rsidRDefault="002423AD" w:rsidP="00256757">
      <w:pPr>
        <w:pStyle w:val="Listenabsatz"/>
        <w:numPr>
          <w:ilvl w:val="0"/>
          <w:numId w:val="1"/>
        </w:numPr>
      </w:pPr>
      <w:r>
        <w:t>Kombinierter Sensor für Luft</w:t>
      </w:r>
      <w:r w:rsidR="00156F64">
        <w:t xml:space="preserve"> </w:t>
      </w:r>
      <w:r>
        <w:t>-feuchtigkeit, -druck, -temperatu</w:t>
      </w:r>
      <w:r w:rsidR="00256757">
        <w:t>r</w:t>
      </w:r>
    </w:p>
    <w:p w14:paraId="5991481A" w14:textId="62552EA5" w:rsidR="002423AD" w:rsidRDefault="00156F64" w:rsidP="002423AD">
      <w:pPr>
        <w:pStyle w:val="Listenabsatz"/>
        <w:numPr>
          <w:ilvl w:val="0"/>
          <w:numId w:val="1"/>
        </w:numPr>
      </w:pPr>
      <w:r>
        <w:t>CO2 Sensor für die Erfassung des aktuellen CO2 Wertes im Raum</w:t>
      </w:r>
    </w:p>
    <w:p w14:paraId="78EB49ED" w14:textId="5AAFFE02" w:rsidR="00256757" w:rsidRDefault="00256757" w:rsidP="002423AD">
      <w:pPr>
        <w:pStyle w:val="Listenabsatz"/>
        <w:numPr>
          <w:ilvl w:val="0"/>
          <w:numId w:val="1"/>
        </w:numPr>
      </w:pPr>
      <w:r>
        <w:t>Fensterkontaktsensoren</w:t>
      </w:r>
    </w:p>
    <w:p w14:paraId="2CB07290" w14:textId="092154C6" w:rsidR="00256757" w:rsidRDefault="00256757" w:rsidP="00256757">
      <w:pPr>
        <w:pStyle w:val="Listenabsatz"/>
        <w:numPr>
          <w:ilvl w:val="1"/>
          <w:numId w:val="1"/>
        </w:numPr>
      </w:pPr>
      <w:r>
        <w:t>Zur Erfassung des Fensterzustandes</w:t>
      </w:r>
    </w:p>
    <w:p w14:paraId="7B18C5B0" w14:textId="0934D556" w:rsidR="005910F7" w:rsidRDefault="005910F7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54"/>
        <w:gridCol w:w="4418"/>
      </w:tblGrid>
      <w:tr w:rsidR="00156F64" w14:paraId="291DE19E" w14:textId="77777777" w:rsidTr="00156F64">
        <w:tc>
          <w:tcPr>
            <w:tcW w:w="4606" w:type="dxa"/>
            <w:tcBorders>
              <w:top w:val="nil"/>
              <w:left w:val="nil"/>
              <w:bottom w:val="nil"/>
              <w:right w:val="nil"/>
            </w:tcBorders>
          </w:tcPr>
          <w:p w14:paraId="34D51D3F" w14:textId="77777777" w:rsidR="00156F64" w:rsidRDefault="00156F64" w:rsidP="00156F64">
            <w:pPr>
              <w:keepNext/>
            </w:pPr>
            <w:r>
              <w:rPr>
                <w:noProof/>
                <w:lang w:eastAsia="de-DE"/>
              </w:rPr>
              <w:drawing>
                <wp:inline distT="0" distB="0" distL="0" distR="0" wp14:anchorId="3453CB41" wp14:editId="0DA94E10">
                  <wp:extent cx="2475136" cy="1857375"/>
                  <wp:effectExtent l="0" t="0" r="1905" b="0"/>
                  <wp:docPr id="5" name="Grafik 5" descr="C:\Users\ffehring\AppData\Local\Microsoft\Windows\INetCache\Content.Word\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ffehring\AppData\Local\Microsoft\Windows\INetCache\Content.Word\image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5136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FC8B5" w14:textId="58EC1CDB" w:rsidR="00156F64" w:rsidRDefault="00156F64" w:rsidP="00156F64">
            <w:pPr>
              <w:pStyle w:val="Beschriftung"/>
            </w:pPr>
            <w:r>
              <w:t xml:space="preserve">Abbildung </w:t>
            </w:r>
            <w:r>
              <w:fldChar w:fldCharType="begin"/>
            </w:r>
            <w:r>
              <w:instrText xml:space="preserve"> SEQ Abbildung \* ARABIC </w:instrText>
            </w:r>
            <w:r>
              <w:fldChar w:fldCharType="separate"/>
            </w:r>
            <w:r w:rsidR="00725425">
              <w:rPr>
                <w:noProof/>
              </w:rPr>
              <w:t>3</w:t>
            </w:r>
            <w:r>
              <w:fldChar w:fldCharType="end"/>
            </w:r>
            <w:r>
              <w:t>: Temperatursensor</w:t>
            </w:r>
          </w:p>
          <w:p w14:paraId="4A7807B3" w14:textId="77777777" w:rsidR="00156F64" w:rsidRDefault="00156F64"/>
        </w:tc>
        <w:tc>
          <w:tcPr>
            <w:tcW w:w="4606" w:type="dxa"/>
            <w:tcBorders>
              <w:top w:val="nil"/>
              <w:left w:val="nil"/>
              <w:bottom w:val="nil"/>
              <w:right w:val="nil"/>
            </w:tcBorders>
          </w:tcPr>
          <w:p w14:paraId="1CA9F083" w14:textId="77777777" w:rsidR="00156F64" w:rsidRDefault="00156F64" w:rsidP="00156F64">
            <w:pPr>
              <w:keepNext/>
            </w:pPr>
            <w:r>
              <w:rPr>
                <w:noProof/>
                <w:lang w:eastAsia="de-DE"/>
              </w:rPr>
              <w:drawing>
                <wp:inline distT="0" distB="0" distL="0" distR="0" wp14:anchorId="4E50DD93" wp14:editId="0F512C91">
                  <wp:extent cx="2474595" cy="2277612"/>
                  <wp:effectExtent l="0" t="0" r="1905" b="8890"/>
                  <wp:docPr id="6" name="Grafik 6" descr="C:\Users\ffehring\AppData\Local\Microsoft\Windows\INetCache\Content.Word\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ffehring\AppData\Local\Microsoft\Windows\INetCache\Content.Word\image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056" cy="2282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CC2E6C" w14:textId="024865B8" w:rsidR="00156F64" w:rsidRDefault="00156F64" w:rsidP="00156F64">
            <w:pPr>
              <w:pStyle w:val="Beschriftung"/>
            </w:pPr>
            <w:r>
              <w:t xml:space="preserve">Abbildung </w:t>
            </w:r>
            <w:r>
              <w:fldChar w:fldCharType="begin"/>
            </w:r>
            <w:r>
              <w:instrText xml:space="preserve"> SEQ Abbildung \* ARABIC </w:instrText>
            </w:r>
            <w:r>
              <w:fldChar w:fldCharType="separate"/>
            </w:r>
            <w:r w:rsidR="00725425">
              <w:rPr>
                <w:noProof/>
              </w:rPr>
              <w:t>4</w:t>
            </w:r>
            <w:r>
              <w:fldChar w:fldCharType="end"/>
            </w:r>
            <w:r>
              <w:t>: Luft-</w:t>
            </w:r>
            <w:proofErr w:type="spellStart"/>
            <w:r>
              <w:t>feuchtigkeits</w:t>
            </w:r>
            <w:proofErr w:type="spellEnd"/>
            <w:r>
              <w:t>, -</w:t>
            </w:r>
            <w:proofErr w:type="spellStart"/>
            <w:r>
              <w:t>durck</w:t>
            </w:r>
            <w:proofErr w:type="spellEnd"/>
            <w:r>
              <w:t xml:space="preserve"> und -temperatur-Sensor</w:t>
            </w:r>
          </w:p>
        </w:tc>
      </w:tr>
      <w:tr w:rsidR="00256757" w14:paraId="40B7CACF" w14:textId="77777777" w:rsidTr="00156F64">
        <w:tc>
          <w:tcPr>
            <w:tcW w:w="4606" w:type="dxa"/>
            <w:tcBorders>
              <w:top w:val="nil"/>
              <w:left w:val="nil"/>
              <w:bottom w:val="nil"/>
              <w:right w:val="nil"/>
            </w:tcBorders>
          </w:tcPr>
          <w:p w14:paraId="73C8243D" w14:textId="77777777" w:rsidR="00256757" w:rsidRDefault="00256757" w:rsidP="00256757">
            <w:pPr>
              <w:keepNext/>
              <w:rPr>
                <w:noProof/>
                <w:lang w:eastAsia="de-DE"/>
              </w:rPr>
            </w:pPr>
          </w:p>
        </w:tc>
        <w:tc>
          <w:tcPr>
            <w:tcW w:w="4606" w:type="dxa"/>
            <w:tcBorders>
              <w:top w:val="nil"/>
              <w:left w:val="nil"/>
              <w:bottom w:val="nil"/>
              <w:right w:val="nil"/>
            </w:tcBorders>
          </w:tcPr>
          <w:p w14:paraId="60232E65" w14:textId="77777777" w:rsidR="00256757" w:rsidRDefault="00256757" w:rsidP="00256757">
            <w:pPr>
              <w:keepNext/>
              <w:rPr>
                <w:noProof/>
                <w:lang w:eastAsia="de-DE"/>
              </w:rPr>
            </w:pPr>
          </w:p>
        </w:tc>
      </w:tr>
      <w:tr w:rsidR="00256757" w14:paraId="3064CA99" w14:textId="77777777" w:rsidTr="00156F64">
        <w:tc>
          <w:tcPr>
            <w:tcW w:w="4606" w:type="dxa"/>
            <w:tcBorders>
              <w:top w:val="nil"/>
              <w:left w:val="nil"/>
              <w:bottom w:val="nil"/>
              <w:right w:val="nil"/>
            </w:tcBorders>
          </w:tcPr>
          <w:p w14:paraId="4FEB79F4" w14:textId="77777777" w:rsidR="00256757" w:rsidRDefault="00256757" w:rsidP="00256757">
            <w:pPr>
              <w:keepNext/>
              <w:rPr>
                <w:noProof/>
                <w:lang w:eastAsia="de-DE"/>
              </w:rPr>
            </w:pPr>
          </w:p>
        </w:tc>
        <w:tc>
          <w:tcPr>
            <w:tcW w:w="4606" w:type="dxa"/>
            <w:tcBorders>
              <w:top w:val="nil"/>
              <w:left w:val="nil"/>
              <w:bottom w:val="nil"/>
              <w:right w:val="nil"/>
            </w:tcBorders>
          </w:tcPr>
          <w:p w14:paraId="17B25B49" w14:textId="77777777" w:rsidR="00256757" w:rsidRDefault="00256757" w:rsidP="00256757">
            <w:pPr>
              <w:keepNext/>
              <w:rPr>
                <w:noProof/>
                <w:lang w:eastAsia="de-DE"/>
              </w:rPr>
            </w:pPr>
          </w:p>
        </w:tc>
      </w:tr>
      <w:tr w:rsidR="00256757" w14:paraId="1407A47A" w14:textId="77777777" w:rsidTr="00156F64">
        <w:tc>
          <w:tcPr>
            <w:tcW w:w="4606" w:type="dxa"/>
            <w:tcBorders>
              <w:top w:val="nil"/>
              <w:left w:val="nil"/>
              <w:bottom w:val="nil"/>
              <w:right w:val="nil"/>
            </w:tcBorders>
          </w:tcPr>
          <w:p w14:paraId="0F0CF4FC" w14:textId="77777777" w:rsidR="00256757" w:rsidRDefault="00256757" w:rsidP="00256757">
            <w:pPr>
              <w:keepNext/>
            </w:pPr>
            <w:r>
              <w:rPr>
                <w:noProof/>
                <w:lang w:eastAsia="de-DE"/>
              </w:rPr>
              <w:drawing>
                <wp:inline distT="0" distB="0" distL="0" distR="0" wp14:anchorId="68C3D6AF" wp14:editId="3C0FE6FE">
                  <wp:extent cx="2857500" cy="2149561"/>
                  <wp:effectExtent l="0" t="0" r="0" b="3175"/>
                  <wp:docPr id="7" name="Bild 7" descr="C:\Users\ffehring\AppData\Local\Microsoft\Windows\INetCache\Content.Word\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fehring\AppData\Local\Microsoft\Windows\INetCache\Content.Word\image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9499" cy="215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1F2463" w14:textId="574B410D" w:rsidR="00256757" w:rsidRDefault="00256757" w:rsidP="00256757">
            <w:pPr>
              <w:pStyle w:val="Beschriftung"/>
            </w:pPr>
            <w:r>
              <w:t xml:space="preserve">Abbildung </w:t>
            </w:r>
            <w:r>
              <w:fldChar w:fldCharType="begin"/>
            </w:r>
            <w:r>
              <w:instrText xml:space="preserve"> SEQ Abbildung \* ARABIC </w:instrText>
            </w:r>
            <w:r>
              <w:fldChar w:fldCharType="separate"/>
            </w:r>
            <w:r w:rsidR="00725425">
              <w:rPr>
                <w:noProof/>
              </w:rPr>
              <w:t>5</w:t>
            </w:r>
            <w:r>
              <w:fldChar w:fldCharType="end"/>
            </w:r>
            <w:r>
              <w:t>: CO2 Sensor</w:t>
            </w:r>
          </w:p>
          <w:p w14:paraId="5AAA0AB4" w14:textId="77777777" w:rsidR="00256757" w:rsidRDefault="00256757" w:rsidP="00156F64">
            <w:pPr>
              <w:keepNext/>
              <w:rPr>
                <w:noProof/>
                <w:lang w:eastAsia="de-DE"/>
              </w:rPr>
            </w:pPr>
          </w:p>
        </w:tc>
        <w:tc>
          <w:tcPr>
            <w:tcW w:w="4606" w:type="dxa"/>
            <w:tcBorders>
              <w:top w:val="nil"/>
              <w:left w:val="nil"/>
              <w:bottom w:val="nil"/>
              <w:right w:val="nil"/>
            </w:tcBorders>
          </w:tcPr>
          <w:p w14:paraId="48E1F131" w14:textId="2E2FD10C" w:rsidR="00256757" w:rsidRDefault="00256757" w:rsidP="00256757">
            <w:pPr>
              <w:keepNext/>
            </w:pPr>
            <w:r>
              <w:rPr>
                <w:noProof/>
                <w:lang w:eastAsia="de-DE"/>
              </w:rPr>
              <w:drawing>
                <wp:inline distT="0" distB="0" distL="0" distR="0" wp14:anchorId="4DB23682" wp14:editId="399BEF15">
                  <wp:extent cx="2705100" cy="1524000"/>
                  <wp:effectExtent l="0" t="0" r="0" b="0"/>
                  <wp:docPr id="13" name="Grafik 13" descr="C:\Users\ffehring\AppData\Local\Microsoft\Windows\INetCache\Content.Word\IMG_20180608_1205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ffehring\AppData\Local\Microsoft\Windows\INetCache\Content.Word\IMG_20180608_1205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EEC815" w14:textId="68E429F9" w:rsidR="00256757" w:rsidRDefault="00256757" w:rsidP="00256757">
            <w:pPr>
              <w:pStyle w:val="Beschriftung"/>
            </w:pPr>
            <w:r>
              <w:t xml:space="preserve">Abbildung </w:t>
            </w:r>
            <w:r>
              <w:fldChar w:fldCharType="begin"/>
            </w:r>
            <w:r>
              <w:instrText xml:space="preserve"> SEQ Abbildung \* ARABIC </w:instrText>
            </w:r>
            <w:r>
              <w:fldChar w:fldCharType="separate"/>
            </w:r>
            <w:r w:rsidR="00725425">
              <w:rPr>
                <w:noProof/>
              </w:rPr>
              <w:t>6</w:t>
            </w:r>
            <w:r>
              <w:fldChar w:fldCharType="end"/>
            </w:r>
            <w:r>
              <w:t>: Fensterkontaktsensor</w:t>
            </w:r>
          </w:p>
          <w:p w14:paraId="48698B09" w14:textId="77777777" w:rsidR="00256757" w:rsidRDefault="00256757" w:rsidP="00156F64">
            <w:pPr>
              <w:keepNext/>
              <w:rPr>
                <w:noProof/>
                <w:lang w:eastAsia="de-DE"/>
              </w:rPr>
            </w:pPr>
          </w:p>
        </w:tc>
      </w:tr>
    </w:tbl>
    <w:p w14:paraId="4AC1CE85" w14:textId="6D708AB4" w:rsidR="00156F64" w:rsidRDefault="00156F64"/>
    <w:p w14:paraId="6E63DA16" w14:textId="20CC98F1" w:rsidR="00156F64" w:rsidRDefault="00156F64" w:rsidP="00F84587">
      <w:pPr>
        <w:pStyle w:val="berschrift2"/>
      </w:pPr>
    </w:p>
    <w:p w14:paraId="64140C06" w14:textId="701E1E0A" w:rsidR="00256757" w:rsidRDefault="00256757" w:rsidP="00256757"/>
    <w:p w14:paraId="39D6050B" w14:textId="25BD2993" w:rsidR="00256757" w:rsidRDefault="00256757" w:rsidP="00256757"/>
    <w:p w14:paraId="64F0A5A5" w14:textId="77777777" w:rsidR="00256757" w:rsidRPr="00256757" w:rsidRDefault="00256757" w:rsidP="00256757"/>
    <w:p w14:paraId="1DDF28E9" w14:textId="0870E73E" w:rsidR="00F84587" w:rsidRDefault="00F84587" w:rsidP="00F84587">
      <w:pPr>
        <w:pStyle w:val="berschrift2"/>
      </w:pPr>
      <w:r>
        <w:t>Kostengünstig</w:t>
      </w:r>
    </w:p>
    <w:p w14:paraId="218A3A6B" w14:textId="4EEFE37A" w:rsidR="00F84587" w:rsidRDefault="00F84587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7083"/>
        <w:gridCol w:w="1979"/>
      </w:tblGrid>
      <w:tr w:rsidR="00D15457" w:rsidRPr="00D15457" w14:paraId="7B151937" w14:textId="77777777" w:rsidTr="00D15457">
        <w:tc>
          <w:tcPr>
            <w:tcW w:w="7083" w:type="dxa"/>
          </w:tcPr>
          <w:p w14:paraId="4C0C4CFB" w14:textId="62F96673" w:rsidR="00D15457" w:rsidRPr="00D15457" w:rsidRDefault="00D15457">
            <w:pPr>
              <w:rPr>
                <w:b/>
              </w:rPr>
            </w:pPr>
            <w:r>
              <w:rPr>
                <w:b/>
              </w:rPr>
              <w:t>Komponente</w:t>
            </w:r>
          </w:p>
        </w:tc>
        <w:tc>
          <w:tcPr>
            <w:tcW w:w="1979" w:type="dxa"/>
          </w:tcPr>
          <w:p w14:paraId="0EF228D4" w14:textId="7A1EB1D6" w:rsidR="00D15457" w:rsidRPr="00D15457" w:rsidRDefault="00D15457">
            <w:pPr>
              <w:rPr>
                <w:b/>
              </w:rPr>
            </w:pPr>
            <w:r w:rsidRPr="00D15457">
              <w:rPr>
                <w:b/>
              </w:rPr>
              <w:t>Preis</w:t>
            </w:r>
          </w:p>
        </w:tc>
      </w:tr>
      <w:tr w:rsidR="00D15457" w14:paraId="3632110D" w14:textId="77777777" w:rsidTr="00D15457">
        <w:tc>
          <w:tcPr>
            <w:tcW w:w="7083" w:type="dxa"/>
          </w:tcPr>
          <w:p w14:paraId="737548C4" w14:textId="77777777" w:rsidR="00D15457" w:rsidRDefault="00D15457"/>
        </w:tc>
        <w:tc>
          <w:tcPr>
            <w:tcW w:w="1979" w:type="dxa"/>
          </w:tcPr>
          <w:p w14:paraId="757575B8" w14:textId="77777777" w:rsidR="00D15457" w:rsidRDefault="00D15457"/>
        </w:tc>
      </w:tr>
      <w:tr w:rsidR="00D15457" w14:paraId="050EE19E" w14:textId="77777777" w:rsidTr="00D15457">
        <w:tc>
          <w:tcPr>
            <w:tcW w:w="7083" w:type="dxa"/>
          </w:tcPr>
          <w:p w14:paraId="39C4E748" w14:textId="2E22805C" w:rsidR="00D15457" w:rsidRDefault="00D15457">
            <w:proofErr w:type="spellStart"/>
            <w:r>
              <w:t>RaspberryPi</w:t>
            </w:r>
            <w:proofErr w:type="spellEnd"/>
          </w:p>
        </w:tc>
        <w:tc>
          <w:tcPr>
            <w:tcW w:w="1979" w:type="dxa"/>
          </w:tcPr>
          <w:p w14:paraId="51E97A8A" w14:textId="523F0413" w:rsidR="00D15457" w:rsidRDefault="008B1C38">
            <w:r>
              <w:t>ca. 35,00 €</w:t>
            </w:r>
          </w:p>
        </w:tc>
      </w:tr>
      <w:tr w:rsidR="00D15457" w14:paraId="55A76D95" w14:textId="77777777" w:rsidTr="00D15457">
        <w:tc>
          <w:tcPr>
            <w:tcW w:w="7083" w:type="dxa"/>
          </w:tcPr>
          <w:p w14:paraId="2818019E" w14:textId="79303E06" w:rsidR="00D15457" w:rsidRDefault="00D15457">
            <w:proofErr w:type="spellStart"/>
            <w:r>
              <w:t>RaspberryPi</w:t>
            </w:r>
            <w:proofErr w:type="spellEnd"/>
            <w:r>
              <w:t xml:space="preserve"> 7“ Bildschirm</w:t>
            </w:r>
          </w:p>
        </w:tc>
        <w:tc>
          <w:tcPr>
            <w:tcW w:w="1979" w:type="dxa"/>
          </w:tcPr>
          <w:p w14:paraId="3C02E211" w14:textId="2BB3DE29" w:rsidR="00D15457" w:rsidRDefault="002C4175">
            <w:r>
              <w:t>ca. 75,00 €</w:t>
            </w:r>
          </w:p>
        </w:tc>
      </w:tr>
      <w:tr w:rsidR="00D15457" w14:paraId="705E8E79" w14:textId="77777777" w:rsidTr="00D15457">
        <w:tc>
          <w:tcPr>
            <w:tcW w:w="7083" w:type="dxa"/>
          </w:tcPr>
          <w:p w14:paraId="3545F4B6" w14:textId="7E102089" w:rsidR="00D15457" w:rsidRDefault="00D15457">
            <w:proofErr w:type="spellStart"/>
            <w:r>
              <w:t>RaspberryPi</w:t>
            </w:r>
            <w:proofErr w:type="spellEnd"/>
            <w:r>
              <w:t xml:space="preserve"> Gehäuse</w:t>
            </w:r>
          </w:p>
        </w:tc>
        <w:tc>
          <w:tcPr>
            <w:tcW w:w="1979" w:type="dxa"/>
          </w:tcPr>
          <w:p w14:paraId="57C9B62C" w14:textId="450AA990" w:rsidR="00D15457" w:rsidRDefault="007653F2">
            <w:r>
              <w:t xml:space="preserve">ca. </w:t>
            </w:r>
            <w:r w:rsidR="00362B04">
              <w:t>26,00 €</w:t>
            </w:r>
          </w:p>
        </w:tc>
      </w:tr>
      <w:tr w:rsidR="00D15457" w14:paraId="587F9C7C" w14:textId="77777777" w:rsidTr="00D15457">
        <w:tc>
          <w:tcPr>
            <w:tcW w:w="7083" w:type="dxa"/>
          </w:tcPr>
          <w:p w14:paraId="4CB13F6C" w14:textId="2F01EAF1" w:rsidR="00D15457" w:rsidRDefault="00D15457">
            <w:r>
              <w:t>Temperatursensor</w:t>
            </w:r>
          </w:p>
        </w:tc>
        <w:tc>
          <w:tcPr>
            <w:tcW w:w="1979" w:type="dxa"/>
          </w:tcPr>
          <w:p w14:paraId="46DAF1EB" w14:textId="17411C95" w:rsidR="00D15457" w:rsidRDefault="008B1C38">
            <w:r>
              <w:t>ca. 5,00 €</w:t>
            </w:r>
          </w:p>
        </w:tc>
      </w:tr>
      <w:tr w:rsidR="00D15457" w14:paraId="479C082E" w14:textId="77777777" w:rsidTr="00D15457">
        <w:tc>
          <w:tcPr>
            <w:tcW w:w="7083" w:type="dxa"/>
          </w:tcPr>
          <w:p w14:paraId="3F51E84A" w14:textId="36F91FC4" w:rsidR="00D15457" w:rsidRDefault="00D15457">
            <w:r>
              <w:t>Luft –</w:t>
            </w:r>
            <w:proofErr w:type="spellStart"/>
            <w:r>
              <w:t>feuchtigkeits</w:t>
            </w:r>
            <w:proofErr w:type="spellEnd"/>
            <w:r>
              <w:t>, -</w:t>
            </w:r>
            <w:proofErr w:type="spellStart"/>
            <w:r>
              <w:t>druch</w:t>
            </w:r>
            <w:proofErr w:type="spellEnd"/>
            <w:r>
              <w:t xml:space="preserve"> und Temperatur-Sensor</w:t>
            </w:r>
          </w:p>
        </w:tc>
        <w:tc>
          <w:tcPr>
            <w:tcW w:w="1979" w:type="dxa"/>
          </w:tcPr>
          <w:p w14:paraId="444935A6" w14:textId="7FDED700" w:rsidR="00D15457" w:rsidRDefault="008B1C38">
            <w:r>
              <w:t>ca. 17,00 €</w:t>
            </w:r>
          </w:p>
        </w:tc>
      </w:tr>
      <w:tr w:rsidR="00D15457" w14:paraId="58D92D3A" w14:textId="77777777" w:rsidTr="00D15457">
        <w:tc>
          <w:tcPr>
            <w:tcW w:w="7083" w:type="dxa"/>
          </w:tcPr>
          <w:p w14:paraId="425E8833" w14:textId="7D6A7A82" w:rsidR="00D15457" w:rsidRDefault="00D15457">
            <w:r>
              <w:t>CO2-Sensor</w:t>
            </w:r>
          </w:p>
        </w:tc>
        <w:tc>
          <w:tcPr>
            <w:tcW w:w="1979" w:type="dxa"/>
          </w:tcPr>
          <w:p w14:paraId="3F9BD8CE" w14:textId="63B6A763" w:rsidR="00D15457" w:rsidRDefault="008B1C38">
            <w:r>
              <w:t>ca. 77,00 €</w:t>
            </w:r>
          </w:p>
        </w:tc>
      </w:tr>
      <w:tr w:rsidR="008B1C38" w14:paraId="4A5B4E44" w14:textId="77777777" w:rsidTr="00D15457">
        <w:tc>
          <w:tcPr>
            <w:tcW w:w="7083" w:type="dxa"/>
          </w:tcPr>
          <w:p w14:paraId="6FB098C7" w14:textId="5F8FF80B" w:rsidR="008B1C38" w:rsidRDefault="008B1C38">
            <w:r>
              <w:t>Gesamt</w:t>
            </w:r>
          </w:p>
        </w:tc>
        <w:tc>
          <w:tcPr>
            <w:tcW w:w="1979" w:type="dxa"/>
          </w:tcPr>
          <w:p w14:paraId="64E1ED59" w14:textId="2262E9D4" w:rsidR="008B1C38" w:rsidRDefault="008B1C38">
            <w:r>
              <w:t>ca. 235,00 €</w:t>
            </w:r>
          </w:p>
        </w:tc>
      </w:tr>
    </w:tbl>
    <w:p w14:paraId="63F69988" w14:textId="03777D27" w:rsidR="00F84587" w:rsidRDefault="00F84587"/>
    <w:p w14:paraId="638F2DB4" w14:textId="06D95020" w:rsidR="00156F64" w:rsidRDefault="00156F64"/>
    <w:p w14:paraId="59E38728" w14:textId="50ED484E" w:rsidR="002A55A7" w:rsidRDefault="002A55A7"/>
    <w:p w14:paraId="39FBA7E9" w14:textId="77777777" w:rsidR="002A55A7" w:rsidRDefault="002A55A7">
      <w:r>
        <w:br w:type="page"/>
      </w:r>
    </w:p>
    <w:p w14:paraId="222718C0" w14:textId="77777777" w:rsidR="00156F64" w:rsidRDefault="00156F64">
      <w:bookmarkStart w:id="18" w:name="_GoBack"/>
      <w:bookmarkEnd w:id="18"/>
    </w:p>
    <w:sectPr w:rsidR="00156F6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ED556C"/>
    <w:multiLevelType w:val="hybridMultilevel"/>
    <w:tmpl w:val="01DE0D06"/>
    <w:lvl w:ilvl="0" w:tplc="091013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FLIR_DOCUMENT_ID" w:val="c5f090ce-f67e-42bb-8a82-af23e55b8cf4"/>
  </w:docVars>
  <w:rsids>
    <w:rsidRoot w:val="00D83624"/>
    <w:rsid w:val="00156F64"/>
    <w:rsid w:val="002423AD"/>
    <w:rsid w:val="00256757"/>
    <w:rsid w:val="002A55A7"/>
    <w:rsid w:val="002C4175"/>
    <w:rsid w:val="00326B8D"/>
    <w:rsid w:val="00362B04"/>
    <w:rsid w:val="005341A8"/>
    <w:rsid w:val="005910F7"/>
    <w:rsid w:val="0059762F"/>
    <w:rsid w:val="00725425"/>
    <w:rsid w:val="007653F2"/>
    <w:rsid w:val="00861BB4"/>
    <w:rsid w:val="008B1C38"/>
    <w:rsid w:val="00C36853"/>
    <w:rsid w:val="00CB5AA5"/>
    <w:rsid w:val="00D15457"/>
    <w:rsid w:val="00D83624"/>
    <w:rsid w:val="00E10088"/>
    <w:rsid w:val="00EB044E"/>
    <w:rsid w:val="00F84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4AB5256"/>
  <w15:docId w15:val="{EDFA9F41-C375-4B14-B9FA-1BD844870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D836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836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D836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836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9762F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9762F"/>
    <w:rPr>
      <w:rFonts w:ascii="Lucida Grande" w:hAnsi="Lucida Grande" w:cs="Lucida Grande"/>
      <w:sz w:val="18"/>
      <w:szCs w:val="18"/>
    </w:rPr>
  </w:style>
  <w:style w:type="paragraph" w:styleId="Beschriftung">
    <w:name w:val="caption"/>
    <w:basedOn w:val="Standard"/>
    <w:next w:val="Standard"/>
    <w:uiPriority w:val="35"/>
    <w:unhideWhenUsed/>
    <w:qFormat/>
    <w:rsid w:val="005910F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enabsatz">
    <w:name w:val="List Paragraph"/>
    <w:basedOn w:val="Standard"/>
    <w:uiPriority w:val="34"/>
    <w:qFormat/>
    <w:rsid w:val="002423AD"/>
    <w:pPr>
      <w:ind w:left="720"/>
      <w:contextualSpacing/>
    </w:pPr>
  </w:style>
  <w:style w:type="table" w:styleId="Tabellenraster">
    <w:name w:val="Table Grid"/>
    <w:basedOn w:val="NormaleTabelle"/>
    <w:uiPriority w:val="39"/>
    <w:rsid w:val="00156F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D42725-B613-4898-93B1-915313C66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706</Words>
  <Characters>4451</Characters>
  <Application>Microsoft Office Word</Application>
  <DocSecurity>0</DocSecurity>
  <Lines>37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ffehring</dc:creator>
  <cp:keywords/>
  <dc:description/>
  <cp:lastModifiedBy>ffehring</cp:lastModifiedBy>
  <cp:revision>13</cp:revision>
  <cp:lastPrinted>2018-06-08T11:44:00Z</cp:lastPrinted>
  <dcterms:created xsi:type="dcterms:W3CDTF">2018-06-08T10:50:00Z</dcterms:created>
  <dcterms:modified xsi:type="dcterms:W3CDTF">2018-06-08T11:57:00Z</dcterms:modified>
</cp:coreProperties>
</file>